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72EC" w:rsidRDefault="00567882" w:rsidP="00FF72EC">
      <w:pPr>
        <w:jc w:val="center"/>
      </w:pPr>
      <w:r>
        <w:t>Загружаем фотографии</w:t>
      </w:r>
      <w:r w:rsidR="00FF72EC">
        <w:t xml:space="preserve"> для свободного творчества в </w:t>
      </w:r>
      <w:proofErr w:type="spellStart"/>
      <w:r w:rsidR="00FF72EC">
        <w:t>фотошопе</w:t>
      </w:r>
      <w:proofErr w:type="spellEnd"/>
      <w:r>
        <w:t xml:space="preserve">         </w:t>
      </w:r>
      <w:r w:rsidR="00FF72EC">
        <w:rPr>
          <w:noProof/>
          <w:lang w:eastAsia="ru-RU"/>
        </w:rPr>
        <w:drawing>
          <wp:inline distT="0" distB="0" distL="0" distR="0">
            <wp:extent cx="1909176" cy="2863969"/>
            <wp:effectExtent l="0" t="0" r="0" b="0"/>
            <wp:docPr id="1" name="Рисунок 1" descr="C:\Users\daloskutov\Downloads\girl-blue-water-shoulder-sea-turquoise-1418773-pxhere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loskutov\Downloads\girl-blue-water-shoulder-sea-turquoise-1418773-pxhere.co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124" cy="286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2EC">
        <w:rPr>
          <w:noProof/>
          <w:lang w:eastAsia="ru-RU"/>
        </w:rPr>
        <w:drawing>
          <wp:inline distT="0" distB="0" distL="0" distR="0">
            <wp:extent cx="3193415" cy="2846416"/>
            <wp:effectExtent l="0" t="0" r="6985" b="0"/>
            <wp:docPr id="2" name="Рисунок 2" descr="C:\Users\daloskutov\Downloads\beach-sea-water-ocean-horizon-cloud-1417790-pxhere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loskutov\Downloads\beach-sea-water-ocean-horizon-cloud-1417790-pxhere.com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10" cy="285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del w:id="0" w:author="Лоскутов Дмитрий Андреевич" w:date="2019-10-25T15:37:00Z">
        <w:r w:rsidR="00FF72EC" w:rsidDel="00046908">
          <w:rPr>
            <w:noProof/>
            <w:lang w:eastAsia="ru-RU"/>
          </w:rPr>
          <w:drawing>
            <wp:inline distT="0" distB="0" distL="0" distR="0">
              <wp:extent cx="5089585" cy="2108200"/>
              <wp:effectExtent l="0" t="0" r="0" b="6350"/>
              <wp:docPr id="3" name="Рисунок 3" descr="C:\Users\daloskutov\Desktop\HTML\KOSMO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daloskutov\Desktop\HTML\KOSMOS.jpg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96323" cy="21109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" w:author="Лоскутов Дмитрий Андреевич" w:date="2019-10-25T15:37:00Z">
        <w:r w:rsidR="00046908">
          <w:rPr>
            <w:noProof/>
            <w:lang w:eastAsia="ru-RU"/>
          </w:rPr>
          <w:drawing>
            <wp:inline distT="0" distB="0" distL="0" distR="0">
              <wp:extent cx="5085715" cy="2133600"/>
              <wp:effectExtent l="0" t="0" r="635" b="0"/>
              <wp:docPr id="19" name="Рисунок 19" descr="C:\Users\daloskutov\Desktop\drochka-master\depositphotos_93950748-stock-photo-the-msc-opera-cruise-shi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daloskutov\Desktop\drochka-master\depositphotos_93950748-stock-photo-the-msc-opera-cruise-ship.jpg"/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03418" cy="21410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336FCA" w:rsidRDefault="00567882" w:rsidP="00FF72EC">
      <w:pPr>
        <w:tabs>
          <w:tab w:val="left" w:pos="3858"/>
        </w:tabs>
        <w:jc w:val="center"/>
      </w:pPr>
      <w:r>
        <w:t>Рисунок 1 – фотографии для редактирования</w:t>
      </w:r>
    </w:p>
    <w:p w:rsidR="00FF72EC" w:rsidRPr="00FF72EC" w:rsidRDefault="00567882" w:rsidP="00FF72EC">
      <w:pPr>
        <w:tabs>
          <w:tab w:val="left" w:pos="3858"/>
        </w:tabs>
      </w:pPr>
      <w:r>
        <w:t>Выбираем основную фотографию</w:t>
      </w:r>
      <w:r w:rsidR="00FF72EC" w:rsidRPr="00FF72EC">
        <w:t>,</w:t>
      </w:r>
      <w:r w:rsidR="00FF72EC">
        <w:t xml:space="preserve"> которая станет нашим конечным пр</w:t>
      </w:r>
      <w:r w:rsidR="00143CDA">
        <w:t>одуктом (в нашем случае девушка</w:t>
      </w:r>
      <w:r w:rsidR="00FF72EC" w:rsidRPr="00FF72EC">
        <w:t>,</w:t>
      </w:r>
      <w:r w:rsidR="00FF72EC">
        <w:t xml:space="preserve"> смотрящая на море)</w:t>
      </w:r>
      <w:r w:rsidR="00FF72EC" w:rsidRPr="00FF72EC">
        <w:t>,</w:t>
      </w:r>
      <w:r>
        <w:t xml:space="preserve"> в</w:t>
      </w:r>
      <w:r w:rsidR="00FF72EC">
        <w:t xml:space="preserve">ыбираем на панели инструментов </w:t>
      </w:r>
      <w:r w:rsidR="00143CDA">
        <w:t>лассо и обхватываем наш объект</w:t>
      </w:r>
    </w:p>
    <w:p w:rsidR="00567882" w:rsidRDefault="00567882" w:rsidP="00567882">
      <w:pPr>
        <w:tabs>
          <w:tab w:val="left" w:pos="3858"/>
        </w:tabs>
        <w:jc w:val="center"/>
      </w:pPr>
      <w:r>
        <w:rPr>
          <w:noProof/>
          <w:lang w:eastAsia="ru-RU"/>
        </w:rPr>
        <w:drawing>
          <wp:inline distT="0" distB="0" distL="0" distR="0">
            <wp:extent cx="5486400" cy="2695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2EC" w:rsidRPr="00FF72EC" w:rsidRDefault="00FF72EC" w:rsidP="00FF72EC">
      <w:pPr>
        <w:tabs>
          <w:tab w:val="left" w:pos="3858"/>
        </w:tabs>
        <w:jc w:val="center"/>
      </w:pPr>
      <w:r>
        <w:t>Рисунок 2 – использование инструмента лассо</w:t>
      </w:r>
    </w:p>
    <w:p w:rsidR="00D831DA" w:rsidRDefault="00FF72EC" w:rsidP="00D831DA">
      <w:pPr>
        <w:tabs>
          <w:tab w:val="left" w:pos="3858"/>
        </w:tabs>
        <w:jc w:val="center"/>
      </w:pPr>
      <w:r>
        <w:lastRenderedPageBreak/>
        <w:t xml:space="preserve">Затем по выделенной области клацаем правой кнопкой мыши и выбираем пункт </w:t>
      </w:r>
      <w:r w:rsidRPr="00FF72EC">
        <w:t>“</w:t>
      </w:r>
      <w:r>
        <w:t>выполнить заливку</w:t>
      </w:r>
      <w:r w:rsidRPr="00FF72EC">
        <w:t>”</w:t>
      </w:r>
      <w:r>
        <w:t xml:space="preserve"> и перед нами появляется окно в котором д</w:t>
      </w:r>
      <w:r w:rsidR="00143CDA">
        <w:t xml:space="preserve">олжно быть выбран содержание                      </w:t>
      </w:r>
      <w:proofErr w:type="gramStart"/>
      <w:r w:rsidR="00143CDA">
        <w:t xml:space="preserve">   </w:t>
      </w:r>
      <w:r w:rsidR="00143CDA" w:rsidRPr="00143CDA">
        <w:t>“</w:t>
      </w:r>
      <w:proofErr w:type="gramEnd"/>
      <w:r w:rsidR="00143CDA">
        <w:t>с учетом содержимого</w:t>
      </w:r>
      <w:r w:rsidR="00143CDA" w:rsidRPr="00143CDA">
        <w:t>”</w:t>
      </w:r>
      <w:r>
        <w:br/>
      </w:r>
      <w:r w:rsidR="00143CDA">
        <w:rPr>
          <w:noProof/>
          <w:lang w:eastAsia="ru-RU"/>
        </w:rPr>
        <w:drawing>
          <wp:inline distT="0" distB="0" distL="0" distR="0">
            <wp:extent cx="5934075" cy="51911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Рисунок 3</w:t>
      </w:r>
      <w:del w:id="2" w:author="Лоскутов Дмитрий Андреевич" w:date="2019-10-25T14:41:00Z">
        <w:r w:rsidR="00143CDA" w:rsidRPr="00143CDA" w:rsidDel="00D831DA">
          <w:delText>, 4</w:delText>
        </w:r>
      </w:del>
      <w:r>
        <w:t xml:space="preserve"> </w:t>
      </w:r>
      <w:r w:rsidR="00EA2EA9">
        <w:t>–</w:t>
      </w:r>
      <w:r>
        <w:t xml:space="preserve"> </w:t>
      </w:r>
      <w:r w:rsidR="00143CDA">
        <w:t>заливка выделенного пространства</w:t>
      </w:r>
    </w:p>
    <w:p w:rsidR="00EA2EA9" w:rsidRDefault="00EA2EA9" w:rsidP="00EA2EA9">
      <w:pPr>
        <w:tabs>
          <w:tab w:val="left" w:pos="3858"/>
        </w:tabs>
        <w:jc w:val="center"/>
      </w:pPr>
      <w:r>
        <w:t xml:space="preserve">И после нажатия </w:t>
      </w:r>
      <w:r w:rsidRPr="00EA2EA9">
        <w:t>“</w:t>
      </w:r>
      <w:r>
        <w:t>Ок</w:t>
      </w:r>
      <w:r w:rsidRPr="00EA2EA9">
        <w:t xml:space="preserve">” </w:t>
      </w:r>
      <w:r>
        <w:t>у нас пр</w:t>
      </w:r>
      <w:ins w:id="3" w:author="Лоскутов Дмитрий Андреевич" w:date="2019-10-25T14:42:00Z">
        <w:r w:rsidR="00D831DA">
          <w:t>опадает выделенный объект</w:t>
        </w:r>
      </w:ins>
      <w:del w:id="4" w:author="Лоскутов Дмитрий Андреевич" w:date="2019-10-25T14:42:00Z">
        <w:r w:rsidDel="00D831DA">
          <w:delText>оисходит магия</w:delText>
        </w:r>
      </w:del>
      <w:del w:id="5" w:author="Лоскутов Дмитрий Андреевич" w:date="2019-10-25T14:43:00Z">
        <w:r w:rsidRPr="00EA2EA9" w:rsidDel="00D831DA">
          <w:delText>,</w:delText>
        </w:r>
        <w:r w:rsidDel="00D831DA">
          <w:delText xml:space="preserve"> хобааа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47A2707A" wp14:editId="721D2C26">
            <wp:extent cx="5926731" cy="2724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1009" cy="27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Del="00D831DA" w:rsidRDefault="00EA2EA9" w:rsidP="00EA2EA9">
      <w:pPr>
        <w:tabs>
          <w:tab w:val="left" w:pos="3858"/>
        </w:tabs>
        <w:jc w:val="center"/>
        <w:rPr>
          <w:del w:id="6" w:author="Лоскутов Дмитрий Андреевич" w:date="2019-10-25T14:43:00Z"/>
        </w:rPr>
      </w:pPr>
      <w:r>
        <w:t xml:space="preserve">Рисунок 4 – </w:t>
      </w:r>
      <w:ins w:id="7" w:author="Лоскутов Дмитрий Андреевич" w:date="2019-10-25T14:43:00Z">
        <w:r w:rsidR="00D831DA">
          <w:t>подготовка местности</w:t>
        </w:r>
      </w:ins>
      <w:del w:id="8" w:author="Лоскутов Дмитрий Андреевич" w:date="2019-10-25T14:42:00Z">
        <w:r w:rsidDel="00D831DA">
          <w:delText>читы</w:delText>
        </w:r>
      </w:del>
    </w:p>
    <w:p w:rsidR="00EA2EA9" w:rsidRDefault="00EA2EA9" w:rsidP="00D831DA">
      <w:pPr>
        <w:tabs>
          <w:tab w:val="left" w:pos="3858"/>
        </w:tabs>
        <w:jc w:val="center"/>
        <w:pPrChange w:id="9" w:author="Лоскутов Дмитрий Андреевич" w:date="2019-10-25T14:43:00Z">
          <w:pPr>
            <w:tabs>
              <w:tab w:val="left" w:pos="3858"/>
            </w:tabs>
            <w:jc w:val="center"/>
          </w:pPr>
        </w:pPrChange>
      </w:pPr>
    </w:p>
    <w:p w:rsidR="00EA2EA9" w:rsidDel="00D831DA" w:rsidRDefault="00EA2EA9" w:rsidP="00EA2EA9">
      <w:pPr>
        <w:tabs>
          <w:tab w:val="left" w:pos="3858"/>
        </w:tabs>
        <w:jc w:val="center"/>
        <w:rPr>
          <w:del w:id="10" w:author="Лоскутов Дмитрий Андреевич" w:date="2019-10-25T14:43:00Z"/>
        </w:rPr>
      </w:pPr>
    </w:p>
    <w:p w:rsidR="00EA2EA9" w:rsidDel="00D831DA" w:rsidRDefault="00EA2EA9" w:rsidP="00EA2EA9">
      <w:pPr>
        <w:tabs>
          <w:tab w:val="left" w:pos="3858"/>
        </w:tabs>
        <w:rPr>
          <w:del w:id="11" w:author="Лоскутов Дмитрий Андреевич" w:date="2019-10-25T14:43:00Z"/>
        </w:rPr>
      </w:pPr>
      <w:del w:id="12" w:author="Лоскутов Дмитрий Андреевич" w:date="2019-10-25T14:43:00Z">
        <w:r w:rsidDel="00D831DA">
          <w:delText>Половину мы почти выполнили но не буду обнадеживать</w:delText>
        </w:r>
        <w:r w:rsidRPr="00EA2EA9" w:rsidDel="00D831DA">
          <w:delText>,</w:delText>
        </w:r>
        <w:r w:rsidDel="00D831DA">
          <w:delText xml:space="preserve"> погнали дальше</w:delText>
        </w:r>
      </w:del>
    </w:p>
    <w:p w:rsidR="00D831DA" w:rsidRDefault="00EA2EA9" w:rsidP="00322D0B">
      <w:pPr>
        <w:tabs>
          <w:tab w:val="left" w:pos="3858"/>
        </w:tabs>
        <w:jc w:val="center"/>
        <w:rPr>
          <w:ins w:id="13" w:author="Лоскутов Дмитрий Андреевич" w:date="2019-10-25T14:45:00Z"/>
        </w:rPr>
      </w:pPr>
      <w:r>
        <w:t>Теперь переходим на наше</w:t>
      </w:r>
      <w:ins w:id="14" w:author="Лоскутов Дмитрий Андреевич" w:date="2019-10-25T14:44:00Z">
        <w:r w:rsidR="00D831DA">
          <w:t xml:space="preserve"> другое</w:t>
        </w:r>
      </w:ins>
      <w:r>
        <w:t xml:space="preserve"> </w:t>
      </w:r>
      <w:del w:id="15" w:author="Лоскутов Дмитрий Андреевич" w:date="2019-10-25T14:44:00Z">
        <w:r w:rsidDel="00D831DA">
          <w:delText xml:space="preserve">2 </w:delText>
        </w:r>
      </w:del>
      <w:r>
        <w:t xml:space="preserve">изображение с </w:t>
      </w:r>
      <w:ins w:id="16" w:author="Лоскутов Дмитрий Андреевич" w:date="2019-10-25T14:44:00Z">
        <w:r w:rsidR="00D831DA">
          <w:t>девушкой</w:t>
        </w:r>
      </w:ins>
      <w:del w:id="17" w:author="Лоскутов Дмитрий Андреевич" w:date="2019-10-25T14:44:00Z">
        <w:r w:rsidDel="00D831DA">
          <w:delText>тяночкой</w:delText>
        </w:r>
      </w:del>
      <w:r>
        <w:t xml:space="preserve"> и будем работать с ним</w:t>
      </w:r>
      <w:r w:rsidRPr="00EA2EA9">
        <w:t>.</w:t>
      </w:r>
      <w:r>
        <w:br/>
        <w:t>Выбираем инструмент быстрое выделение</w:t>
      </w:r>
      <w:ins w:id="18" w:author="Лоскутов Дмитрий Андреевич" w:date="2019-10-25T14:45:00Z">
        <w:r w:rsidR="00D831DA">
          <w:t xml:space="preserve"> на панели инструментов</w:t>
        </w:r>
      </w:ins>
    </w:p>
    <w:p w:rsidR="00D831DA" w:rsidRDefault="00D831DA" w:rsidP="00322D0B">
      <w:pPr>
        <w:tabs>
          <w:tab w:val="left" w:pos="3858"/>
        </w:tabs>
        <w:jc w:val="center"/>
        <w:rPr>
          <w:ins w:id="19" w:author="Лоскутов Дмитрий Андреевич" w:date="2019-10-25T15:24:00Z"/>
        </w:rPr>
      </w:pPr>
      <w:ins w:id="20" w:author="Лоскутов Дмитрий Андреевич" w:date="2019-10-25T14:45:00Z">
        <w:r>
          <w:rPr>
            <w:noProof/>
            <w:lang w:eastAsia="ru-RU"/>
          </w:rPr>
          <w:drawing>
            <wp:inline distT="0" distB="0" distL="0" distR="0">
              <wp:extent cx="2705100" cy="2066925"/>
              <wp:effectExtent l="0" t="0" r="0" b="9525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05100" cy="2066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66D73" w:rsidRDefault="00E66D73" w:rsidP="00322D0B">
      <w:pPr>
        <w:tabs>
          <w:tab w:val="left" w:pos="3858"/>
        </w:tabs>
        <w:jc w:val="center"/>
        <w:rPr>
          <w:ins w:id="21" w:author="Лоскутов Дмитрий Андреевич" w:date="2019-10-25T14:45:00Z"/>
        </w:rPr>
      </w:pPr>
      <w:ins w:id="22" w:author="Лоскутов Дмитрий Андреевич" w:date="2019-10-25T15:24:00Z">
        <w:r>
          <w:t xml:space="preserve">Рис 5 </w:t>
        </w:r>
      </w:ins>
      <w:ins w:id="23" w:author="Лоскутов Дмитрий Андреевич" w:date="2019-10-25T15:28:00Z">
        <w:r>
          <w:t>– инструмент быстрое выделение</w:t>
        </w:r>
      </w:ins>
    </w:p>
    <w:p w:rsidR="000418FE" w:rsidRDefault="00EA2EA9" w:rsidP="00322D0B">
      <w:pPr>
        <w:tabs>
          <w:tab w:val="left" w:pos="3858"/>
        </w:tabs>
        <w:jc w:val="center"/>
        <w:rPr>
          <w:ins w:id="24" w:author="Лоскутов Дмитрий Андреевич" w:date="2019-10-25T14:52:00Z"/>
        </w:rPr>
      </w:pPr>
      <w:r>
        <w:t xml:space="preserve"> </w:t>
      </w:r>
      <w:r w:rsidR="00D831DA">
        <w:t>И</w:t>
      </w:r>
      <w:ins w:id="25" w:author="Лоскутов Дмитрий Андреевич" w:date="2019-10-25T14:45:00Z">
        <w:r w:rsidR="00D831DA">
          <w:t xml:space="preserve"> </w:t>
        </w:r>
      </w:ins>
      <w:del w:id="26" w:author="Лоскутов Дмитрий Андреевич" w:date="2019-10-25T14:45:00Z">
        <w:r w:rsidDel="00D831DA">
          <w:delText xml:space="preserve"> погнали </w:delText>
        </w:r>
      </w:del>
      <w:ins w:id="27" w:author="Лоскутов Дмитрий Андреевич" w:date="2019-10-25T14:45:00Z">
        <w:r w:rsidR="00D831DA">
          <w:t>начинаем обводить</w:t>
        </w:r>
      </w:ins>
      <w:del w:id="28" w:author="Лоскутов Дмитрий Андреевич" w:date="2019-10-25T14:45:00Z">
        <w:r w:rsidDel="00D831DA">
          <w:delText>обводить</w:delText>
        </w:r>
      </w:del>
      <w:r>
        <w:t xml:space="preserve"> нашу </w:t>
      </w:r>
      <w:ins w:id="29" w:author="Лоскутов Дмитрий Андреевич" w:date="2019-10-25T14:45:00Z">
        <w:r w:rsidR="00D831DA">
          <w:t>девушку</w:t>
        </w:r>
      </w:ins>
      <w:del w:id="30" w:author="Лоскутов Дмитрий Андреевич" w:date="2019-10-25T14:45:00Z">
        <w:r w:rsidDel="00D831DA">
          <w:delText>героиню</w:delText>
        </w:r>
      </w:del>
    </w:p>
    <w:p w:rsidR="000418FE" w:rsidRDefault="000418FE" w:rsidP="00322D0B">
      <w:pPr>
        <w:tabs>
          <w:tab w:val="left" w:pos="3858"/>
        </w:tabs>
        <w:jc w:val="center"/>
        <w:rPr>
          <w:ins w:id="31" w:author="Лоскутов Дмитрий Андреевич" w:date="2019-10-25T15:24:00Z"/>
        </w:rPr>
      </w:pPr>
      <w:ins w:id="32" w:author="Лоскутов Дмитрий Андреевич" w:date="2019-10-25T14:52:00Z">
        <w:r>
          <w:rPr>
            <w:noProof/>
            <w:lang w:eastAsia="ru-RU"/>
          </w:rPr>
          <w:drawing>
            <wp:inline distT="0" distB="0" distL="0" distR="0">
              <wp:extent cx="5934075" cy="3219450"/>
              <wp:effectExtent l="0" t="0" r="9525" b="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219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66D73" w:rsidRDefault="00E66D73" w:rsidP="00E66D73">
      <w:pPr>
        <w:tabs>
          <w:tab w:val="left" w:pos="3858"/>
        </w:tabs>
        <w:jc w:val="center"/>
        <w:rPr>
          <w:ins w:id="33" w:author="Лоскутов Дмитрий Андреевич" w:date="2019-10-25T15:25:00Z"/>
        </w:rPr>
      </w:pPr>
      <w:ins w:id="34" w:author="Лоскутов Дмитрий Андреевич" w:date="2019-10-25T15:24:00Z">
        <w:r>
          <w:t xml:space="preserve">Рис 6 </w:t>
        </w:r>
      </w:ins>
      <w:ins w:id="35" w:author="Лоскутов Дмитрий Андреевич" w:date="2019-10-25T15:28:00Z">
        <w:r>
          <w:t>– выделение объекта</w:t>
        </w:r>
      </w:ins>
      <w:del w:id="36" w:author="Лоскутов Дмитрий Андреевич" w:date="2019-10-25T14:52:00Z">
        <w:r w:rsidR="00EA2EA9" w:rsidRPr="00EA2EA9" w:rsidDel="000418FE">
          <w:delText>,</w:delText>
        </w:r>
      </w:del>
      <w:ins w:id="37" w:author="Лоскутов Дмитрий Андреевич" w:date="2019-10-25T15:24:00Z">
        <w:r>
          <w:br/>
        </w:r>
      </w:ins>
      <w:del w:id="38" w:author="Лоскутов Дмитрий Андреевич" w:date="2019-10-25T15:24:00Z">
        <w:r w:rsidR="00EA2EA9" w:rsidDel="00E66D73">
          <w:delText xml:space="preserve"> </w:delText>
        </w:r>
      </w:del>
      <w:r w:rsidR="00EA2EA9">
        <w:t xml:space="preserve">после этого опять клацаем правой кнопкой и выбираем пункт </w:t>
      </w:r>
      <w:r w:rsidR="00EA2EA9" w:rsidRPr="00EA2EA9">
        <w:t>“</w:t>
      </w:r>
      <w:r w:rsidR="00EA2EA9">
        <w:t>уточнить край</w:t>
      </w:r>
      <w:r w:rsidR="00EA2EA9" w:rsidRPr="00EA2EA9">
        <w:t>”</w:t>
      </w:r>
      <w:r w:rsidR="00322D0B">
        <w:t xml:space="preserve"> для версии 14 года</w:t>
      </w:r>
      <w:ins w:id="39" w:author="Лоскутов Дмитрий Андреевич" w:date="2019-10-25T15:23:00Z">
        <w:r>
          <w:t xml:space="preserve"> </w:t>
        </w:r>
      </w:ins>
      <w:del w:id="40" w:author="Лоскутов Дмитрий Андреевич" w:date="2019-10-25T15:23:00Z">
        <w:r w:rsidR="00322D0B" w:rsidRPr="00322D0B" w:rsidDel="00E66D73">
          <w:delText>.</w:delText>
        </w:r>
        <w:r w:rsidR="00322D0B" w:rsidDel="00E66D73">
          <w:delText xml:space="preserve"> </w:delText>
        </w:r>
      </w:del>
      <w:proofErr w:type="gramStart"/>
      <w:r w:rsidR="00322D0B">
        <w:t>Или</w:t>
      </w:r>
      <w:proofErr w:type="gramEnd"/>
      <w:r w:rsidR="00322D0B">
        <w:t xml:space="preserve"> выделение и маска для 18</w:t>
      </w:r>
      <w:r w:rsidR="00322D0B" w:rsidRPr="00567882">
        <w:t>.</w:t>
      </w:r>
      <w:ins w:id="41" w:author="Лоскутов Дмитрий Андреевич" w:date="2019-10-25T15:23:00Z">
        <w:r>
          <w:rPr>
            <w:noProof/>
            <w:lang w:eastAsia="ru-RU"/>
          </w:rPr>
          <w:drawing>
            <wp:inline distT="0" distB="0" distL="0" distR="0">
              <wp:extent cx="2905125" cy="1979295"/>
              <wp:effectExtent l="0" t="0" r="9525" b="1905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56859" cy="201454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66D73" w:rsidRPr="00E66D73" w:rsidRDefault="00E66D73" w:rsidP="00E66D73">
      <w:pPr>
        <w:tabs>
          <w:tab w:val="left" w:pos="3858"/>
        </w:tabs>
        <w:jc w:val="center"/>
        <w:rPr>
          <w:ins w:id="42" w:author="Лоскутов Дмитрий Андреевич" w:date="2019-10-25T15:25:00Z"/>
          <w:rPrChange w:id="43" w:author="Лоскутов Дмитрий Андреевич" w:date="2019-10-25T15:29:00Z">
            <w:rPr>
              <w:ins w:id="44" w:author="Лоскутов Дмитрий Андреевич" w:date="2019-10-25T15:25:00Z"/>
            </w:rPr>
          </w:rPrChange>
        </w:rPr>
      </w:pPr>
      <w:ins w:id="45" w:author="Лоскутов Дмитрий Андреевич" w:date="2019-10-25T15:25:00Z">
        <w:r>
          <w:t xml:space="preserve">Рис 7 </w:t>
        </w:r>
      </w:ins>
      <w:ins w:id="46" w:author="Лоскутов Дмитрий Андреевич" w:date="2019-10-25T15:28:00Z">
        <w:r>
          <w:t>–</w:t>
        </w:r>
      </w:ins>
      <w:ins w:id="47" w:author="Лоскутов Дмитрий Андреевич" w:date="2019-10-25T15:25:00Z">
        <w:r>
          <w:t xml:space="preserve"> </w:t>
        </w:r>
      </w:ins>
      <w:ins w:id="48" w:author="Лоскутов Дмитрий Андреевич" w:date="2019-10-25T15:28:00Z">
        <w:r>
          <w:t xml:space="preserve">Выбор </w:t>
        </w:r>
        <w:r w:rsidRPr="00E66D73">
          <w:rPr>
            <w:rPrChange w:id="49" w:author="Лоскутов Дмитрий Андреевич" w:date="2019-10-25T15:29:00Z">
              <w:rPr>
                <w:lang w:val="en-US"/>
              </w:rPr>
            </w:rPrChange>
          </w:rPr>
          <w:t>“</w:t>
        </w:r>
        <w:r>
          <w:t>уточнить край</w:t>
        </w:r>
      </w:ins>
      <w:ins w:id="50" w:author="Лоскутов Дмитрий Андреевич" w:date="2019-10-25T15:29:00Z">
        <w:r w:rsidRPr="00E66D73">
          <w:rPr>
            <w:rPrChange w:id="51" w:author="Лоскутов Дмитрий Андреевич" w:date="2019-10-25T15:29:00Z">
              <w:rPr>
                <w:lang w:val="en-US"/>
              </w:rPr>
            </w:rPrChange>
          </w:rPr>
          <w:t>”</w:t>
        </w:r>
      </w:ins>
    </w:p>
    <w:p w:rsidR="00EA2EA9" w:rsidRDefault="00322D0B" w:rsidP="00E66D73">
      <w:pPr>
        <w:tabs>
          <w:tab w:val="left" w:pos="3858"/>
        </w:tabs>
        <w:jc w:val="center"/>
        <w:pPrChange w:id="52" w:author="Лоскутов Дмитрий Андреевич" w:date="2019-10-25T15:25:00Z">
          <w:pPr>
            <w:tabs>
              <w:tab w:val="left" w:pos="3858"/>
            </w:tabs>
            <w:jc w:val="center"/>
          </w:pPr>
        </w:pPrChange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 wp14:anchorId="1D683F6E" wp14:editId="4D82EE84">
            <wp:extent cx="4152900" cy="4301171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128" cy="43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A9">
        <w:br/>
      </w:r>
      <w:r>
        <w:t xml:space="preserve">Рисунок </w:t>
      </w:r>
      <w:ins w:id="53" w:author="Лоскутов Дмитрий Андреевич" w:date="2019-10-25T15:29:00Z">
        <w:r w:rsidR="00E66D73">
          <w:t>8</w:t>
        </w:r>
      </w:ins>
      <w:del w:id="54" w:author="Лоскутов Дмитрий Андреевич" w:date="2019-10-25T15:29:00Z">
        <w:r w:rsidDel="00E66D73">
          <w:delText>5</w:delText>
        </w:r>
      </w:del>
      <w:r>
        <w:t xml:space="preserve"> – использование инструмента быстрое выделение и обработки уточнения края </w:t>
      </w:r>
      <w:proofErr w:type="spellStart"/>
      <w:r>
        <w:t>края</w:t>
      </w:r>
      <w:proofErr w:type="spellEnd"/>
    </w:p>
    <w:p w:rsidR="00322D0B" w:rsidRDefault="00322D0B" w:rsidP="00322D0B">
      <w:pPr>
        <w:tabs>
          <w:tab w:val="left" w:pos="3858"/>
        </w:tabs>
        <w:jc w:val="center"/>
      </w:pPr>
      <w:r>
        <w:t xml:space="preserve">С помощью этой </w:t>
      </w:r>
      <w:del w:id="55" w:author="Лоскутов Дмитрий Андреевич" w:date="2019-10-25T15:27:00Z">
        <w:r w:rsidDel="00E66D73">
          <w:delText xml:space="preserve">дичи </w:delText>
        </w:r>
      </w:del>
      <w:ins w:id="56" w:author="Лоскутов Дмитрий Андреевич" w:date="2019-10-25T15:27:00Z">
        <w:r w:rsidR="00E66D73">
          <w:t xml:space="preserve">команды </w:t>
        </w:r>
      </w:ins>
      <w:r>
        <w:t>мы можем во</w:t>
      </w:r>
      <w:ins w:id="57" w:author="Лоскутов Дмитрий Андреевич" w:date="2019-10-25T15:27:00Z">
        <w:r w:rsidR="00E66D73">
          <w:t>с</w:t>
        </w:r>
      </w:ins>
      <w:r>
        <w:t>становить секущиеся волоски на голове</w:t>
      </w:r>
      <w:r>
        <w:br/>
      </w:r>
      <w:r>
        <w:rPr>
          <w:noProof/>
          <w:lang w:eastAsia="ru-RU"/>
        </w:rPr>
        <w:drawing>
          <wp:inline distT="0" distB="0" distL="0" distR="0" wp14:anchorId="1BAE951D" wp14:editId="4361E60F">
            <wp:extent cx="4200525" cy="34762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750" cy="34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RDefault="00322D0B" w:rsidP="00322D0B">
      <w:pPr>
        <w:tabs>
          <w:tab w:val="left" w:pos="3858"/>
        </w:tabs>
        <w:jc w:val="center"/>
      </w:pPr>
      <w:r>
        <w:t xml:space="preserve">Рисунок </w:t>
      </w:r>
      <w:ins w:id="58" w:author="Лоскутов Дмитрий Андреевич" w:date="2019-10-25T15:29:00Z">
        <w:r w:rsidR="00E66D73">
          <w:t>9</w:t>
        </w:r>
      </w:ins>
      <w:del w:id="59" w:author="Лоскутов Дмитрий Андреевич" w:date="2019-10-25T15:29:00Z">
        <w:r w:rsidDel="00E66D73">
          <w:delText>6</w:delText>
        </w:r>
      </w:del>
      <w:r>
        <w:t xml:space="preserve"> – секущиеся кончики</w:t>
      </w:r>
      <w:ins w:id="60" w:author="Лоскутов Дмитрий Андреевич" w:date="2019-10-25T15:29:00Z">
        <w:r w:rsidR="00E66D73">
          <w:t xml:space="preserve"> волос</w:t>
        </w:r>
      </w:ins>
      <w:r w:rsidRPr="00567882">
        <w:t>.</w:t>
      </w:r>
    </w:p>
    <w:p w:rsidR="00322D0B" w:rsidRDefault="00322D0B" w:rsidP="00322D0B">
      <w:pPr>
        <w:tabs>
          <w:tab w:val="left" w:pos="3858"/>
        </w:tabs>
        <w:jc w:val="center"/>
      </w:pPr>
      <w:r>
        <w:lastRenderedPageBreak/>
        <w:t xml:space="preserve">Теперь хватаем наш выделенный объект и перетаскиваем на нашу </w:t>
      </w:r>
      <w:ins w:id="61" w:author="Лоскутов Дмитрий Андреевич" w:date="2019-10-25T15:30:00Z">
        <w:r w:rsidR="00E66D73">
          <w:t>первоначальную</w:t>
        </w:r>
      </w:ins>
      <w:del w:id="62" w:author="Лоскутов Дмитрий Андреевич" w:date="2019-10-25T15:30:00Z">
        <w:r w:rsidDel="00E66D73">
          <w:delText>1</w:delText>
        </w:r>
      </w:del>
      <w:r>
        <w:t xml:space="preserve"> картинку</w:t>
      </w:r>
      <w:r w:rsidRPr="00322D0B">
        <w:t>,</w:t>
      </w:r>
      <w:r>
        <w:t xml:space="preserve"> а дальше масштабируем</w:t>
      </w:r>
      <w:ins w:id="63" w:author="Лоскутов Дмитрий Андреевич" w:date="2019-10-25T15:30:00Z">
        <w:r w:rsidR="00E66D73">
          <w:t xml:space="preserve"> командой</w:t>
        </w:r>
      </w:ins>
      <w:ins w:id="64" w:author="Лоскутов Дмитрий Андреевич" w:date="2019-10-25T15:32:00Z">
        <w:r w:rsidR="00E66D73">
          <w:t xml:space="preserve"> </w:t>
        </w:r>
        <w:r w:rsidR="00E66D73">
          <w:rPr>
            <w:lang w:val="en-US"/>
          </w:rPr>
          <w:t>ctrl</w:t>
        </w:r>
        <w:r w:rsidR="00E66D73" w:rsidRPr="00046908">
          <w:rPr>
            <w:rPrChange w:id="65" w:author="Лоскутов Дмитрий Андреевич" w:date="2019-10-25T15:33:00Z">
              <w:rPr>
                <w:lang w:val="en-US"/>
              </w:rPr>
            </w:rPrChange>
          </w:rPr>
          <w:t>+</w:t>
        </w:r>
        <w:r w:rsidR="00E66D73">
          <w:rPr>
            <w:lang w:val="en-US"/>
          </w:rPr>
          <w:t>T</w:t>
        </w:r>
      </w:ins>
      <w:del w:id="66" w:author="Лоскутов Дмитрий Андреевич" w:date="2019-10-25T15:30:00Z">
        <w:r w:rsidDel="00E66D73">
          <w:delText xml:space="preserve"> и получаем такую вот ляпоту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38A62944" wp14:editId="0CD55650">
            <wp:extent cx="5940425" cy="3987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0B" w:rsidDel="00046908" w:rsidRDefault="00322D0B" w:rsidP="00322D0B">
      <w:pPr>
        <w:tabs>
          <w:tab w:val="left" w:pos="3858"/>
        </w:tabs>
        <w:jc w:val="center"/>
        <w:rPr>
          <w:del w:id="67" w:author="Лоскутов Дмитрий Андреевич" w:date="2019-10-25T15:33:00Z"/>
        </w:rPr>
      </w:pPr>
      <w:r>
        <w:t xml:space="preserve">Рисунок </w:t>
      </w:r>
      <w:ins w:id="68" w:author="Лоскутов Дмитрий Андреевич" w:date="2019-10-25T15:33:00Z">
        <w:r w:rsidR="00046908" w:rsidRPr="00046908">
          <w:rPr>
            <w:rPrChange w:id="69" w:author="Лоскутов Дмитрий Андреевич" w:date="2019-10-25T15:33:00Z">
              <w:rPr>
                <w:lang w:val="en-US"/>
              </w:rPr>
            </w:rPrChange>
          </w:rPr>
          <w:t>10</w:t>
        </w:r>
      </w:ins>
      <w:del w:id="70" w:author="Лоскутов Дмитрий Андреевич" w:date="2019-10-25T15:33:00Z">
        <w:r w:rsidDel="00046908">
          <w:delText>7</w:delText>
        </w:r>
      </w:del>
      <w:r>
        <w:t xml:space="preserve"> </w:t>
      </w:r>
      <w:r w:rsidR="005C5D34">
        <w:t>–</w:t>
      </w:r>
      <w:r>
        <w:t xml:space="preserve"> </w:t>
      </w:r>
      <w:ins w:id="71" w:author="Лоскутов Дмитрий Андреевич" w:date="2019-10-25T15:33:00Z">
        <w:r w:rsidR="00046908">
          <w:rPr>
            <w:rPrChange w:id="72" w:author="Лоскутов Дмитрий Андреевич" w:date="2019-10-25T15:33:00Z">
              <w:rPr/>
            </w:rPrChange>
          </w:rPr>
          <w:t>объединение двух изображений</w:t>
        </w:r>
      </w:ins>
      <w:del w:id="73" w:author="Лоскутов Дмитрий Андреевич" w:date="2019-10-25T15:33:00Z">
        <w:r w:rsidR="005C5D34" w:rsidDel="00046908">
          <w:delText>2 в 1</w:delText>
        </w:r>
      </w:del>
    </w:p>
    <w:p w:rsidR="00E6735D" w:rsidRDefault="008C78DD" w:rsidP="00046908">
      <w:pPr>
        <w:tabs>
          <w:tab w:val="left" w:pos="3858"/>
        </w:tabs>
        <w:jc w:val="center"/>
        <w:pPrChange w:id="74" w:author="Лоскутов Дмитрий Андреевич" w:date="2019-10-25T15:33:00Z">
          <w:pPr>
            <w:tabs>
              <w:tab w:val="left" w:pos="3858"/>
            </w:tabs>
            <w:jc w:val="center"/>
          </w:pPr>
        </w:pPrChange>
      </w:pPr>
      <w:del w:id="75" w:author="Лоскутов Дмитрий Андреевич" w:date="2019-10-25T15:33:00Z">
        <w:r w:rsidDel="00046908">
          <w:delText>Теперь инструментом кисть можем докрасить или убрать ненужные пиксели нашего вставленного фото</w:delText>
        </w:r>
        <w:r w:rsidRPr="008C78DD" w:rsidDel="00046908">
          <w:delText>,</w:delText>
        </w:r>
        <w:r w:rsidDel="00046908">
          <w:delText xml:space="preserve"> но у нас все хорошо так что не будем</w:delText>
        </w:r>
      </w:del>
      <w:r>
        <w:br/>
        <w:t>Теперь поработаем с цветом</w:t>
      </w:r>
      <w:r w:rsidR="00E6735D" w:rsidRPr="00E6735D">
        <w:t>,</w:t>
      </w:r>
      <w:r w:rsidR="00E6735D">
        <w:t xml:space="preserve"> выбираем слой с </w:t>
      </w:r>
      <w:proofErr w:type="spellStart"/>
      <w:r w:rsidR="00E6735D">
        <w:t>тянкой</w:t>
      </w:r>
      <w:proofErr w:type="spellEnd"/>
      <w:r w:rsidR="00E6735D">
        <w:t xml:space="preserve"> и кликаем на эту кнопку</w:t>
      </w:r>
      <w:r w:rsidR="00E6735D">
        <w:rPr>
          <w:noProof/>
          <w:lang w:eastAsia="ru-RU"/>
        </w:rPr>
        <w:drawing>
          <wp:inline distT="0" distB="0" distL="0" distR="0" wp14:anchorId="2BCA5C98" wp14:editId="29D20B5C">
            <wp:extent cx="2962275" cy="41207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5345" cy="41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34" w:rsidDel="00046908" w:rsidRDefault="00E6735D" w:rsidP="00E6735D">
      <w:pPr>
        <w:tabs>
          <w:tab w:val="left" w:pos="1820"/>
        </w:tabs>
        <w:jc w:val="center"/>
        <w:rPr>
          <w:del w:id="76" w:author="Лоскутов Дмитрий Андреевич" w:date="2019-10-25T15:34:00Z"/>
        </w:rPr>
      </w:pPr>
      <w:r>
        <w:t xml:space="preserve">Рисунок </w:t>
      </w:r>
      <w:ins w:id="77" w:author="Лоскутов Дмитрий Андреевич" w:date="2019-10-25T15:33:00Z">
        <w:r w:rsidR="00046908">
          <w:t>11</w:t>
        </w:r>
      </w:ins>
      <w:del w:id="78" w:author="Лоскутов Дмитрий Андреевич" w:date="2019-10-25T15:33:00Z">
        <w:r w:rsidDel="00046908">
          <w:delText>8</w:delText>
        </w:r>
      </w:del>
      <w:r>
        <w:t xml:space="preserve"> – игра с цветом</w:t>
      </w:r>
    </w:p>
    <w:p w:rsidR="00E6735D" w:rsidRDefault="00E6735D" w:rsidP="00046908">
      <w:pPr>
        <w:tabs>
          <w:tab w:val="left" w:pos="1820"/>
        </w:tabs>
        <w:jc w:val="center"/>
        <w:pPrChange w:id="79" w:author="Лоскутов Дмитрий Андреевич" w:date="2019-10-25T15:34:00Z">
          <w:pPr>
            <w:tabs>
              <w:tab w:val="left" w:pos="1820"/>
            </w:tabs>
          </w:pPr>
        </w:pPrChange>
      </w:pPr>
    </w:p>
    <w:p w:rsidR="00E6735D" w:rsidRDefault="00E6735D" w:rsidP="00E6735D">
      <w:pPr>
        <w:tabs>
          <w:tab w:val="left" w:pos="1820"/>
        </w:tabs>
        <w:jc w:val="center"/>
      </w:pPr>
      <w:r>
        <w:lastRenderedPageBreak/>
        <w:t>Выбираем цветовой баланс и изменяем так чтобы картинка была более реалистичной</w:t>
      </w:r>
    </w:p>
    <w:p w:rsidR="00E6735D" w:rsidRDefault="00E6735D" w:rsidP="00E6735D">
      <w:pPr>
        <w:tabs>
          <w:tab w:val="left" w:pos="1820"/>
        </w:tabs>
        <w:jc w:val="center"/>
      </w:pPr>
      <w:r>
        <w:rPr>
          <w:noProof/>
          <w:lang w:eastAsia="ru-RU"/>
        </w:rPr>
        <w:drawing>
          <wp:inline distT="0" distB="0" distL="0" distR="0" wp14:anchorId="3DADC4CF" wp14:editId="0C9FC821">
            <wp:extent cx="5940425" cy="48875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5D" w:rsidRDefault="00E6735D" w:rsidP="00E6735D">
      <w:pPr>
        <w:jc w:val="center"/>
      </w:pPr>
      <w:r>
        <w:t xml:space="preserve">Рисунок </w:t>
      </w:r>
      <w:ins w:id="80" w:author="Лоскутов Дмитрий Андреевич" w:date="2019-10-25T15:35:00Z">
        <w:r w:rsidR="00046908">
          <w:t>12</w:t>
        </w:r>
      </w:ins>
      <w:del w:id="81" w:author="Лоскутов Дмитрий Андреевич" w:date="2019-10-25T15:35:00Z">
        <w:r w:rsidDel="00046908">
          <w:delText>9</w:delText>
        </w:r>
      </w:del>
      <w:r>
        <w:t xml:space="preserve"> – оживление</w:t>
      </w:r>
      <w:ins w:id="82" w:author="Лоскутов Дмитрий Андреевич" w:date="2019-10-25T16:04:00Z">
        <w:r w:rsidR="00A325E0">
          <w:t xml:space="preserve"> за счет цветового баланса</w:t>
        </w:r>
      </w:ins>
    </w:p>
    <w:p w:rsidR="00E6735D" w:rsidRDefault="00CC274C" w:rsidP="00046908">
      <w:pPr>
        <w:jc w:val="center"/>
        <w:rPr>
          <w:ins w:id="83" w:author="Лоскутов Дмитрий Андреевич" w:date="2019-10-25T16:07:00Z"/>
        </w:rPr>
        <w:pPrChange w:id="84" w:author="Лоскутов Дмитрий Андреевич" w:date="2019-10-25T15:35:00Z">
          <w:pPr/>
        </w:pPrChange>
      </w:pPr>
      <w:r>
        <w:t>Теперь поработаем со слоями и добавим новый фон</w:t>
      </w:r>
      <w:ins w:id="85" w:author="Лоскутов Дмитрий Андреевич" w:date="2019-10-25T15:35:00Z">
        <w:r w:rsidR="00046908">
          <w:t xml:space="preserve"> </w:t>
        </w:r>
      </w:ins>
      <w:del w:id="86" w:author="Лоскутов Дмитрий Андреевич" w:date="2019-10-25T15:35:00Z">
        <w:r w:rsidDel="00046908">
          <w:br/>
        </w:r>
      </w:del>
      <w:r>
        <w:t>для этого перетаскиваем 3 рисунок в наш проект</w:t>
      </w:r>
      <w:del w:id="87" w:author="Лоскутов Дмитрий Андреевич" w:date="2019-10-25T16:06:00Z">
        <w:r w:rsidDel="00A325E0">
          <w:delText>ик</w:delText>
        </w:r>
      </w:del>
      <w:ins w:id="88" w:author="Лоскутов Дмитрий Андреевич" w:date="2019-10-25T16:05:00Z">
        <w:r w:rsidR="00A325E0">
          <w:t xml:space="preserve"> (Корабль</w:t>
        </w:r>
        <w:r w:rsidR="00A325E0" w:rsidRPr="00A325E0">
          <w:rPr>
            <w:rPrChange w:id="89" w:author="Лоскутов Дмитрий Андреевич" w:date="2019-10-25T16:05:00Z">
              <w:rPr>
                <w:lang w:val="en-US"/>
              </w:rPr>
            </w:rPrChange>
          </w:rPr>
          <w:t>)</w:t>
        </w:r>
      </w:ins>
      <w:ins w:id="90" w:author="Лоскутов Дмитрий Андреевич" w:date="2019-10-25T16:06:00Z">
        <w:r w:rsidR="00A325E0" w:rsidRPr="00A325E0">
          <w:rPr>
            <w:rPrChange w:id="91" w:author="Лоскутов Дмитрий Андреевич" w:date="2019-10-25T16:06:00Z">
              <w:rPr>
                <w:lang w:val="en-US"/>
              </w:rPr>
            </w:rPrChange>
          </w:rPr>
          <w:t>,</w:t>
        </w:r>
      </w:ins>
      <w:ins w:id="92" w:author="Лоскутов Дмитрий Андреевич" w:date="2019-10-25T16:05:00Z">
        <w:r w:rsidR="00A325E0">
          <w:t xml:space="preserve"> а именно повторим пункты по рисункам </w:t>
        </w:r>
      </w:ins>
      <w:ins w:id="93" w:author="Лоскутов Дмитрий Андреевич" w:date="2019-10-25T16:06:00Z">
        <w:r w:rsidR="00A325E0">
          <w:t>5-10</w:t>
        </w:r>
      </w:ins>
    </w:p>
    <w:p w:rsidR="00A325E0" w:rsidRDefault="00A325E0" w:rsidP="00046908">
      <w:pPr>
        <w:jc w:val="center"/>
        <w:rPr>
          <w:ins w:id="94" w:author="Лоскутов Дмитрий Андреевич" w:date="2019-10-25T16:08:00Z"/>
        </w:rPr>
        <w:pPrChange w:id="95" w:author="Лоскутов Дмитрий Андреевич" w:date="2019-10-25T15:35:00Z">
          <w:pPr/>
        </w:pPrChange>
      </w:pPr>
      <w:ins w:id="96" w:author="Лоскутов Дмитрий Андреевич" w:date="2019-10-25T16:07:00Z">
        <w:r>
          <w:rPr>
            <w:noProof/>
            <w:lang w:eastAsia="ru-RU"/>
          </w:rPr>
          <w:drawing>
            <wp:inline distT="0" distB="0" distL="0" distR="0" wp14:anchorId="29E2B875" wp14:editId="616E8228">
              <wp:extent cx="5257800" cy="2695453"/>
              <wp:effectExtent l="0" t="0" r="0" b="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2773" cy="2708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325E0" w:rsidRDefault="00A325E0" w:rsidP="00046908">
      <w:pPr>
        <w:jc w:val="center"/>
        <w:rPr>
          <w:ins w:id="97" w:author="Лоскутов Дмитрий Андреевич" w:date="2019-10-25T16:08:00Z"/>
        </w:rPr>
        <w:pPrChange w:id="98" w:author="Лоскутов Дмитрий Андреевич" w:date="2019-10-25T15:35:00Z">
          <w:pPr/>
        </w:pPrChange>
      </w:pPr>
      <w:ins w:id="99" w:author="Лоскутов Дмитрий Андреевич" w:date="2019-10-25T16:08:00Z">
        <w:r>
          <w:t>Рис 13 – добавление нового слоя</w:t>
        </w:r>
      </w:ins>
    </w:p>
    <w:p w:rsidR="00A325E0" w:rsidRDefault="00A325E0" w:rsidP="00A325E0">
      <w:pPr>
        <w:rPr>
          <w:ins w:id="100" w:author="Лоскутов Дмитрий Андреевич" w:date="2019-10-25T16:12:00Z"/>
        </w:rPr>
        <w:pPrChange w:id="101" w:author="Лоскутов Дмитрий Андреевич" w:date="2019-10-25T16:08:00Z">
          <w:pPr/>
        </w:pPrChange>
      </w:pPr>
      <w:ins w:id="102" w:author="Лоскутов Дмитрий Андреевич" w:date="2019-10-25T16:08:00Z">
        <w:r>
          <w:lastRenderedPageBreak/>
          <w:t>Затем остается добавить корявый</w:t>
        </w:r>
        <w:r w:rsidRPr="00A325E0">
          <w:rPr>
            <w:rPrChange w:id="103" w:author="Лоскутов Дмитрий Андреевич" w:date="2019-10-25T16:09:00Z">
              <w:rPr>
                <w:lang w:val="en-US"/>
              </w:rPr>
            </w:rPrChange>
          </w:rPr>
          <w:t>,</w:t>
        </w:r>
        <w:r>
          <w:t xml:space="preserve"> но как будто уже существующий на объекте текст</w:t>
        </w:r>
        <w:r>
          <w:br/>
        </w:r>
      </w:ins>
      <w:ins w:id="104" w:author="Лоскутов Дмитрий Андреевич" w:date="2019-10-25T16:09:00Z">
        <w:r>
          <w:t xml:space="preserve">для этого в панели инструментов находим букву </w:t>
        </w:r>
        <w:r w:rsidRPr="00A325E0">
          <w:rPr>
            <w:rPrChange w:id="105" w:author="Лоскутов Дмитрий Андреевич" w:date="2019-10-25T16:09:00Z">
              <w:rPr>
                <w:lang w:val="en-US"/>
              </w:rPr>
            </w:rPrChange>
          </w:rPr>
          <w:t>“</w:t>
        </w:r>
        <w:r>
          <w:rPr>
            <w:lang w:val="en-US"/>
          </w:rPr>
          <w:t>T</w:t>
        </w:r>
        <w:r w:rsidRPr="00A325E0">
          <w:rPr>
            <w:rPrChange w:id="106" w:author="Лоскутов Дмитрий Андреевич" w:date="2019-10-25T16:09:00Z">
              <w:rPr>
                <w:lang w:val="en-US"/>
              </w:rPr>
            </w:rPrChange>
          </w:rPr>
          <w:t xml:space="preserve">” </w:t>
        </w:r>
        <w:r>
          <w:t>или нажимаем её на клавиатуре</w:t>
        </w:r>
        <w:r>
          <w:br/>
        </w:r>
      </w:ins>
      <w:ins w:id="107" w:author="Лоскутов Дмитрий Андреевич" w:date="2019-10-25T16:10:00Z">
        <w:r>
          <w:rPr>
            <w:noProof/>
            <w:lang w:eastAsia="ru-RU"/>
          </w:rPr>
          <w:drawing>
            <wp:inline distT="0" distB="0" distL="0" distR="0">
              <wp:extent cx="5934075" cy="4105275"/>
              <wp:effectExtent l="0" t="0" r="9525" b="9525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410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 w:rsidP="00A325E0">
      <w:pPr>
        <w:jc w:val="center"/>
        <w:rPr>
          <w:ins w:id="108" w:author="Лоскутов Дмитрий Андреевич" w:date="2019-10-25T16:11:00Z"/>
        </w:rPr>
        <w:pPrChange w:id="109" w:author="Лоскутов Дмитрий Андреевич" w:date="2019-10-25T16:12:00Z">
          <w:pPr/>
        </w:pPrChange>
      </w:pPr>
      <w:ins w:id="110" w:author="Лоскутов Дмитрий Андреевич" w:date="2019-10-25T16:12:00Z">
        <w:r>
          <w:t>Рис 14</w:t>
        </w:r>
      </w:ins>
      <w:ins w:id="111" w:author="Лоскутов Дмитрий Андреевич" w:date="2019-10-25T16:13:00Z">
        <w:r>
          <w:t xml:space="preserve"> – вставка текста</w:t>
        </w:r>
      </w:ins>
    </w:p>
    <w:p w:rsidR="00A325E0" w:rsidRDefault="00A325E0" w:rsidP="00A325E0">
      <w:pPr>
        <w:rPr>
          <w:ins w:id="112" w:author="Лоскутов Дмитрий Андреевич" w:date="2019-10-25T16:12:00Z"/>
        </w:rPr>
        <w:pPrChange w:id="113" w:author="Лоскутов Дмитрий Андреевич" w:date="2019-10-25T16:08:00Z">
          <w:pPr/>
        </w:pPrChange>
      </w:pPr>
      <w:ins w:id="114" w:author="Лоскутов Дмитрий Андреевич" w:date="2019-10-25T16:11:00Z">
        <w:r>
          <w:t>Для изменения расположения текста нажимаем кнопку деформации текста и выбираем удовлетворяющий нас</w:t>
        </w:r>
      </w:ins>
      <w:ins w:id="115" w:author="Лоскутов Дмитрий Андреевич" w:date="2019-10-25T16:12:00Z">
        <w:r>
          <w:rPr>
            <w:noProof/>
            <w:lang w:eastAsia="ru-RU"/>
          </w:rPr>
          <w:drawing>
            <wp:inline distT="0" distB="0" distL="0" distR="0">
              <wp:extent cx="5934075" cy="3333750"/>
              <wp:effectExtent l="0" t="0" r="9525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333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 w:rsidP="00A325E0">
      <w:pPr>
        <w:jc w:val="center"/>
        <w:rPr>
          <w:ins w:id="116" w:author="Лоскутов Дмитрий Андреевич" w:date="2019-10-25T16:12:00Z"/>
        </w:rPr>
        <w:pPrChange w:id="117" w:author="Лоскутов Дмитрий Андреевич" w:date="2019-10-25T16:12:00Z">
          <w:pPr/>
        </w:pPrChange>
      </w:pPr>
      <w:ins w:id="118" w:author="Лоскутов Дмитрий Андреевич" w:date="2019-10-25T16:13:00Z">
        <w:r>
          <w:t>Рис 15 – деформирование текста</w:t>
        </w:r>
      </w:ins>
    </w:p>
    <w:p w:rsidR="00A325E0" w:rsidRDefault="00A325E0" w:rsidP="00A325E0">
      <w:pPr>
        <w:rPr>
          <w:ins w:id="119" w:author="Лоскутов Дмитрий Андреевич" w:date="2019-10-25T16:13:00Z"/>
        </w:rPr>
        <w:pPrChange w:id="120" w:author="Лоскутов Дмитрий Андреевич" w:date="2019-10-25T16:08:00Z">
          <w:pPr/>
        </w:pPrChange>
      </w:pPr>
    </w:p>
    <w:p w:rsidR="00A325E0" w:rsidRPr="00A325E0" w:rsidRDefault="00A325E0" w:rsidP="00A325E0">
      <w:pPr>
        <w:jc w:val="center"/>
        <w:rPr>
          <w:rPrChange w:id="121" w:author="Лоскутов Дмитрий Андреевич" w:date="2019-10-25T16:09:00Z">
            <w:rPr/>
          </w:rPrChange>
        </w:rPr>
        <w:pPrChange w:id="122" w:author="Лоскутов Дмитрий Андреевич" w:date="2019-10-25T16:13:00Z">
          <w:pPr/>
        </w:pPrChange>
      </w:pPr>
      <w:ins w:id="123" w:author="Лоскутов Дмитрий Андреевич" w:date="2019-10-25T16:13:00Z">
        <w:r>
          <w:lastRenderedPageBreak/>
          <w:t>Финальный проект выглядит так</w:t>
        </w:r>
      </w:ins>
      <w:bookmarkStart w:id="124" w:name="_GoBack"/>
      <w:bookmarkEnd w:id="124"/>
    </w:p>
    <w:sectPr w:rsidR="00A325E0" w:rsidRPr="00A325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Лоскутов Дмитрий Андреевич">
    <w15:presenceInfo w15:providerId="AD" w15:userId="S-1-5-21-1060284298-920026266-1801674531-113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markup="0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2EC"/>
    <w:rsid w:val="000418FE"/>
    <w:rsid w:val="00046908"/>
    <w:rsid w:val="00143CDA"/>
    <w:rsid w:val="001F6541"/>
    <w:rsid w:val="00322D0B"/>
    <w:rsid w:val="00381C86"/>
    <w:rsid w:val="00417055"/>
    <w:rsid w:val="00567882"/>
    <w:rsid w:val="005C5D34"/>
    <w:rsid w:val="008C78DD"/>
    <w:rsid w:val="00A325E0"/>
    <w:rsid w:val="00CC274C"/>
    <w:rsid w:val="00D831DA"/>
    <w:rsid w:val="00E66D73"/>
    <w:rsid w:val="00E6735D"/>
    <w:rsid w:val="00EA2EA9"/>
    <w:rsid w:val="00FF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0563EC-84E0-42CB-A140-6F674C6E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microsoft.com/office/2011/relationships/people" Target="peop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Лоскутов Дмитрий Андреевич</dc:creator>
  <cp:keywords/>
  <dc:description/>
  <cp:lastModifiedBy>Лоскутов Дмитрий Андреевич</cp:lastModifiedBy>
  <cp:revision>2</cp:revision>
  <dcterms:created xsi:type="dcterms:W3CDTF">2019-10-25T13:18:00Z</dcterms:created>
  <dcterms:modified xsi:type="dcterms:W3CDTF">2019-10-25T13:18:00Z</dcterms:modified>
</cp:coreProperties>
</file>